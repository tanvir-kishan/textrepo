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F605A2" w14:textId="5F6205D5" w:rsidR="00A54939" w:rsidRDefault="00A54939" w:rsidP="00A54939">
      <w:pPr>
        <w:pStyle w:val="TRANSTITLE"/>
      </w:pPr>
      <w:bookmarkStart w:id="0" w:name="_Hlk531461601"/>
      <w:r>
        <w:t xml:space="preserve">Novel FABRICATION </w:t>
      </w:r>
      <w:ins w:id="1" w:author="Christopher" w:date="2019-09-30T11:50:00Z">
        <w:r w:rsidR="00A22138">
          <w:t>Method</w:t>
        </w:r>
      </w:ins>
      <w:r>
        <w:t xml:space="preserve"> FOR suspended MEMBRANE MICROSTRUCTURES ON PRINTED CIRCUIT BOARDS</w:t>
      </w:r>
    </w:p>
    <w:p w14:paraId="11E934BE" w14:textId="77777777" w:rsidR="00A54939" w:rsidRPr="00911801" w:rsidRDefault="00A54939" w:rsidP="00A54939">
      <w:pPr>
        <w:pStyle w:val="TRANSTITLE"/>
      </w:pPr>
    </w:p>
    <w:p w14:paraId="2C00675E" w14:textId="617E49DE" w:rsidR="00C8546F" w:rsidRPr="00C8546F" w:rsidRDefault="00C8546F" w:rsidP="00386EAA">
      <w:pPr>
        <w:pStyle w:val="TRANSTextbody"/>
        <w:ind w:firstLine="0"/>
        <w:rPr>
          <w:rFonts w:asciiTheme="minorHAnsi" w:hAnsiTheme="minorHAnsi" w:cstheme="minorHAnsi"/>
          <w:bCs/>
          <w:sz w:val="24"/>
          <w:szCs w:val="24"/>
        </w:rPr>
      </w:pPr>
      <w:r w:rsidRPr="00C8546F">
        <w:rPr>
          <w:rFonts w:asciiTheme="minorHAnsi" w:hAnsiTheme="minorHAnsi" w:cstheme="minorHAnsi"/>
          <w:bCs/>
          <w:sz w:val="24"/>
          <w:szCs w:val="24"/>
        </w:rPr>
        <w:t xml:space="preserve">Wire bonding and surface routing present major limitations in the fabrication of high-density MEMS structures with large number of contacts. This work proposes a novel, simple, and low-cost </w:t>
      </w:r>
      <w:ins w:id="2" w:author="Christopher" w:date="2019-09-30T11:51:00Z">
        <w:r w:rsidR="00A22138">
          <w:rPr>
            <w:rFonts w:asciiTheme="minorHAnsi" w:hAnsiTheme="minorHAnsi" w:cstheme="minorHAnsi"/>
            <w:bCs/>
            <w:sz w:val="24"/>
            <w:szCs w:val="24"/>
          </w:rPr>
          <w:t>method</w:t>
        </w:r>
      </w:ins>
      <w:del w:id="3" w:author="Christopher" w:date="2019-09-30T11:50:00Z">
        <w:r w:rsidRPr="00C8546F" w:rsidDel="00A22138">
          <w:rPr>
            <w:rFonts w:asciiTheme="minorHAnsi" w:hAnsiTheme="minorHAnsi" w:cstheme="minorHAnsi"/>
            <w:bCs/>
            <w:sz w:val="24"/>
            <w:szCs w:val="24"/>
          </w:rPr>
          <w:delText>technology</w:delText>
        </w:r>
      </w:del>
      <w:r w:rsidRPr="00C8546F">
        <w:rPr>
          <w:rFonts w:asciiTheme="minorHAnsi" w:hAnsiTheme="minorHAnsi" w:cstheme="minorHAnsi"/>
          <w:bCs/>
          <w:sz w:val="24"/>
          <w:szCs w:val="24"/>
        </w:rPr>
        <w:t xml:space="preserve"> that allows the deposition of high-density MEMS suspended on membranes without routing limitation and wire bonding steps. The potential of this technology is demonstrated by fabricating membrane suspended microheater structures. The microheaters are deposited and patterned on a polymer film </w:t>
      </w:r>
      <w:del w:id="4" w:author="Christopher" w:date="2019-09-30T11:51:00Z">
        <w:r w:rsidRPr="00C8546F" w:rsidDel="00A22138">
          <w:rPr>
            <w:rFonts w:asciiTheme="minorHAnsi" w:hAnsiTheme="minorHAnsi" w:cstheme="minorHAnsi"/>
            <w:bCs/>
            <w:sz w:val="24"/>
            <w:szCs w:val="24"/>
          </w:rPr>
          <w:delText>which</w:delText>
        </w:r>
      </w:del>
      <w:ins w:id="5" w:author="Christopher" w:date="2019-09-30T11:51:00Z">
        <w:r w:rsidR="00A22138">
          <w:rPr>
            <w:rFonts w:asciiTheme="minorHAnsi" w:hAnsiTheme="minorHAnsi" w:cstheme="minorHAnsi"/>
            <w:bCs/>
            <w:sz w:val="24"/>
            <w:szCs w:val="24"/>
          </w:rPr>
          <w:t>after it</w:t>
        </w:r>
      </w:ins>
      <w:r w:rsidRPr="00C8546F">
        <w:rPr>
          <w:rFonts w:asciiTheme="minorHAnsi" w:hAnsiTheme="minorHAnsi" w:cstheme="minorHAnsi"/>
          <w:bCs/>
          <w:sz w:val="24"/>
          <w:szCs w:val="24"/>
        </w:rPr>
        <w:t xml:space="preserve"> is laminated onto a printed circuit board. The unique approach is suited for a broad range of MEMS architectures, including the presented through substrate </w:t>
      </w:r>
      <w:proofErr w:type="spellStart"/>
      <w:r w:rsidRPr="00C8546F">
        <w:rPr>
          <w:rFonts w:asciiTheme="minorHAnsi" w:hAnsiTheme="minorHAnsi" w:cstheme="minorHAnsi"/>
          <w:bCs/>
          <w:sz w:val="24"/>
          <w:szCs w:val="24"/>
        </w:rPr>
        <w:t>vias</w:t>
      </w:r>
      <w:proofErr w:type="spellEnd"/>
      <w:r w:rsidRPr="00C8546F">
        <w:rPr>
          <w:rFonts w:asciiTheme="minorHAnsi" w:hAnsiTheme="minorHAnsi" w:cstheme="minorHAnsi"/>
          <w:bCs/>
          <w:sz w:val="24"/>
          <w:szCs w:val="24"/>
        </w:rPr>
        <w:t xml:space="preserve"> and membrane structures.</w:t>
      </w:r>
    </w:p>
    <w:bookmarkEnd w:id="0"/>
    <w:p w14:paraId="734132CA" w14:textId="55685431" w:rsidR="00DD6F8F" w:rsidRDefault="00DD6F8F"/>
    <w:p w14:paraId="6DED5063" w14:textId="77777777" w:rsidR="00C8546F" w:rsidRPr="00C8546F" w:rsidRDefault="00C8546F" w:rsidP="00C8546F">
      <w:pPr>
        <w:jc w:val="both"/>
        <w:rPr>
          <w:b/>
          <w:bCs/>
          <w:sz w:val="24"/>
          <w:szCs w:val="24"/>
          <w:u w:val="single"/>
        </w:rPr>
      </w:pPr>
      <w:r w:rsidRPr="00C8546F">
        <w:rPr>
          <w:b/>
          <w:bCs/>
          <w:sz w:val="24"/>
          <w:szCs w:val="24"/>
          <w:u w:val="single"/>
        </w:rPr>
        <w:t>Background</w:t>
      </w:r>
    </w:p>
    <w:p w14:paraId="5ABF565A" w14:textId="18D2DDA7" w:rsidR="00C8546F" w:rsidRPr="00C8546F" w:rsidRDefault="00C8546F" w:rsidP="004B6037">
      <w:pPr>
        <w:jc w:val="both"/>
        <w:rPr>
          <w:sz w:val="24"/>
          <w:szCs w:val="24"/>
        </w:rPr>
      </w:pPr>
      <w:r w:rsidRPr="00C8546F">
        <w:rPr>
          <w:sz w:val="24"/>
          <w:szCs w:val="24"/>
        </w:rPr>
        <w:t xml:space="preserve">Typical MEMS fabrication processes consist of depositing and patterning thin film and silicon structures on large wafer substrates which are </w:t>
      </w:r>
      <w:r w:rsidR="00A54939">
        <w:rPr>
          <w:sz w:val="24"/>
          <w:szCs w:val="24"/>
        </w:rPr>
        <w:t>divided</w:t>
      </w:r>
      <w:r w:rsidRPr="00C8546F">
        <w:rPr>
          <w:sz w:val="24"/>
          <w:szCs w:val="24"/>
        </w:rPr>
        <w:t xml:space="preserve"> into single units (dies). These dies are subsequently electrically connected to larger scale electronic components, such as printed circuit boards (PCBs). </w:t>
      </w:r>
      <w:r w:rsidR="00E95D1B">
        <w:rPr>
          <w:sz w:val="24"/>
          <w:szCs w:val="24"/>
        </w:rPr>
        <w:t xml:space="preserve">The prevalent </w:t>
      </w:r>
      <w:commentRangeStart w:id="6"/>
      <w:r w:rsidR="00E95D1B">
        <w:rPr>
          <w:sz w:val="24"/>
          <w:szCs w:val="24"/>
        </w:rPr>
        <w:t xml:space="preserve">wire bonding technology </w:t>
      </w:r>
      <w:commentRangeEnd w:id="6"/>
      <w:r w:rsidR="00A22138">
        <w:rPr>
          <w:rStyle w:val="CommentReference"/>
        </w:rPr>
        <w:commentReference w:id="6"/>
      </w:r>
      <w:r w:rsidR="00E95D1B">
        <w:rPr>
          <w:sz w:val="24"/>
          <w:szCs w:val="24"/>
        </w:rPr>
        <w:t>has two major limitations: (</w:t>
      </w:r>
      <w:proofErr w:type="spellStart"/>
      <w:r w:rsidR="00E95D1B">
        <w:rPr>
          <w:sz w:val="24"/>
          <w:szCs w:val="24"/>
        </w:rPr>
        <w:t>i</w:t>
      </w:r>
      <w:proofErr w:type="spellEnd"/>
      <w:r w:rsidR="00E95D1B">
        <w:rPr>
          <w:sz w:val="24"/>
          <w:szCs w:val="24"/>
        </w:rPr>
        <w:t>) low production rate</w:t>
      </w:r>
      <w:r w:rsidR="00AD1BD1">
        <w:rPr>
          <w:sz w:val="24"/>
          <w:szCs w:val="24"/>
        </w:rPr>
        <w:t>,</w:t>
      </w:r>
      <w:r w:rsidR="00E95D1B">
        <w:rPr>
          <w:sz w:val="24"/>
          <w:szCs w:val="24"/>
        </w:rPr>
        <w:t xml:space="preserve"> </w:t>
      </w:r>
      <w:r w:rsidR="00AD1BD1">
        <w:rPr>
          <w:sz w:val="24"/>
          <w:szCs w:val="24"/>
        </w:rPr>
        <w:t>owing</w:t>
      </w:r>
      <w:r w:rsidR="00E95D1B">
        <w:rPr>
          <w:sz w:val="24"/>
          <w:szCs w:val="24"/>
        </w:rPr>
        <w:t xml:space="preserve"> to</w:t>
      </w:r>
      <w:r w:rsidR="00AD1BD1">
        <w:rPr>
          <w:sz w:val="24"/>
          <w:szCs w:val="24"/>
        </w:rPr>
        <w:t xml:space="preserve"> the</w:t>
      </w:r>
      <w:r w:rsidR="00E95D1B">
        <w:rPr>
          <w:sz w:val="24"/>
          <w:szCs w:val="24"/>
        </w:rPr>
        <w:t xml:space="preserve"> point-to-point processing and (ii) poor usage of available surface area due to </w:t>
      </w:r>
      <w:r w:rsidRPr="00C8546F">
        <w:rPr>
          <w:sz w:val="24"/>
          <w:szCs w:val="24"/>
        </w:rPr>
        <w:t>surface routing of conductive traces and the arrangement of bond pads on the die, limiting the number of MEMS units on a single die.</w:t>
      </w:r>
      <w:r w:rsidR="00E95D1B">
        <w:rPr>
          <w:sz w:val="24"/>
          <w:szCs w:val="24"/>
        </w:rPr>
        <w:t xml:space="preserve"> </w:t>
      </w:r>
      <w:r w:rsidRPr="00C8546F">
        <w:rPr>
          <w:sz w:val="24"/>
          <w:szCs w:val="24"/>
        </w:rPr>
        <w:t xml:space="preserve">The alternative through silicon via (TSV) technology is linked to high cost and </w:t>
      </w:r>
      <w:commentRangeStart w:id="7"/>
      <w:r w:rsidRPr="00C8546F">
        <w:rPr>
          <w:sz w:val="24"/>
          <w:szCs w:val="24"/>
        </w:rPr>
        <w:t>complexit</w:t>
      </w:r>
      <w:commentRangeStart w:id="8"/>
      <w:r w:rsidRPr="00C8546F">
        <w:rPr>
          <w:sz w:val="24"/>
          <w:szCs w:val="24"/>
        </w:rPr>
        <w:t>y</w:t>
      </w:r>
      <w:commentRangeEnd w:id="7"/>
      <w:r w:rsidR="00A22138">
        <w:rPr>
          <w:rStyle w:val="CommentReference"/>
        </w:rPr>
        <w:commentReference w:id="7"/>
      </w:r>
      <w:r w:rsidRPr="00C8546F">
        <w:rPr>
          <w:sz w:val="24"/>
          <w:szCs w:val="24"/>
        </w:rPr>
        <w:t>.</w:t>
      </w:r>
      <w:commentRangeEnd w:id="8"/>
      <w:r w:rsidR="00A22138">
        <w:rPr>
          <w:rStyle w:val="CommentReference"/>
        </w:rPr>
        <w:commentReference w:id="8"/>
      </w:r>
    </w:p>
    <w:p w14:paraId="7960A8D6" w14:textId="229152FD" w:rsidR="00C8546F" w:rsidRPr="00C8546F" w:rsidRDefault="00C8546F" w:rsidP="00C8546F">
      <w:pPr>
        <w:jc w:val="both"/>
        <w:rPr>
          <w:sz w:val="24"/>
          <w:szCs w:val="24"/>
        </w:rPr>
      </w:pPr>
      <w:r w:rsidRPr="00C8546F">
        <w:rPr>
          <w:sz w:val="24"/>
          <w:szCs w:val="24"/>
        </w:rPr>
        <w:t>The presented technology replaces conventional microfabrication substrates with a polymer film laminated onto a PCB, onto which the membrane suspended MEMS structures will be deposited using conventional microfabrication processes</w:t>
      </w:r>
      <w:r w:rsidR="004B6037">
        <w:rPr>
          <w:sz w:val="24"/>
          <w:szCs w:val="24"/>
        </w:rPr>
        <w:t xml:space="preserve"> [Fig1].</w:t>
      </w:r>
      <w:r w:rsidRPr="00C8546F">
        <w:rPr>
          <w:sz w:val="24"/>
          <w:szCs w:val="24"/>
        </w:rPr>
        <w:t xml:space="preserve"> Circuit boards with vias, traces, and milled structures (e.g. cavities) are easily </w:t>
      </w:r>
      <w:ins w:id="9" w:author="Christopher" w:date="2019-09-30T11:54:00Z">
        <w:r w:rsidR="00A22138">
          <w:rPr>
            <w:sz w:val="24"/>
            <w:szCs w:val="24"/>
          </w:rPr>
          <w:t xml:space="preserve">obtained or fabricated </w:t>
        </w:r>
      </w:ins>
      <w:del w:id="10" w:author="Christopher" w:date="2019-09-30T11:54:00Z">
        <w:r w:rsidRPr="00C8546F" w:rsidDel="00A22138">
          <w:rPr>
            <w:sz w:val="24"/>
            <w:szCs w:val="24"/>
          </w:rPr>
          <w:delText xml:space="preserve">ordered </w:delText>
        </w:r>
      </w:del>
      <w:r w:rsidRPr="00C8546F">
        <w:rPr>
          <w:sz w:val="24"/>
          <w:szCs w:val="24"/>
        </w:rPr>
        <w:t xml:space="preserve">for a fraction of the cost of </w:t>
      </w:r>
      <w:commentRangeStart w:id="11"/>
      <w:r w:rsidRPr="00C8546F">
        <w:rPr>
          <w:sz w:val="24"/>
          <w:szCs w:val="24"/>
        </w:rPr>
        <w:t>conventional microfabrication substrates.</w:t>
      </w:r>
      <w:commentRangeEnd w:id="11"/>
      <w:r w:rsidR="00A22138">
        <w:rPr>
          <w:rStyle w:val="CommentReference"/>
        </w:rPr>
        <w:commentReference w:id="11"/>
      </w:r>
    </w:p>
    <w:p w14:paraId="0C3A1A66" w14:textId="170E242F" w:rsidR="00C8546F" w:rsidRPr="00C8546F" w:rsidRDefault="00C8546F" w:rsidP="00C8546F">
      <w:pPr>
        <w:jc w:val="both"/>
        <w:rPr>
          <w:sz w:val="24"/>
          <w:szCs w:val="24"/>
        </w:rPr>
      </w:pPr>
      <w:commentRangeStart w:id="12"/>
      <w:r w:rsidRPr="00C8546F">
        <w:rPr>
          <w:sz w:val="24"/>
          <w:szCs w:val="24"/>
        </w:rPr>
        <w:t>This work presents a low cost, and simple solution to deposit and contact MEMS immediately to PCBs, improving the surface area usage of surface routing. By contacting through the polymer film to the PCB</w:t>
      </w:r>
      <w:commentRangeEnd w:id="12"/>
      <w:r w:rsidR="00A22138">
        <w:rPr>
          <w:rStyle w:val="CommentReference"/>
        </w:rPr>
        <w:commentReference w:id="12"/>
      </w:r>
      <w:r w:rsidRPr="00C8546F">
        <w:rPr>
          <w:sz w:val="24"/>
          <w:szCs w:val="24"/>
        </w:rPr>
        <w:t>, a high surface density of different MEMS units on the device substrate can be achieved, which would otherwise be limited by trace resistance, width, and count. The potential of the invention is demonstrated by fabricating membrane microheaters that are directly contacted to a PCB substrate.</w:t>
      </w:r>
    </w:p>
    <w:p w14:paraId="0E83CC50" w14:textId="2CC22D59" w:rsidR="00C8546F" w:rsidRDefault="00905171" w:rsidP="00C8546F">
      <w:pPr>
        <w:jc w:val="both"/>
        <w:rPr>
          <w:b/>
          <w:sz w:val="24"/>
          <w:szCs w:val="24"/>
          <w:u w:val="single"/>
        </w:rPr>
      </w:pPr>
      <w:r>
        <w:rPr>
          <w:b/>
          <w:sz w:val="24"/>
          <w:szCs w:val="24"/>
          <w:u w:val="single"/>
        </w:rPr>
        <w:t>Fabrication method</w:t>
      </w:r>
    </w:p>
    <w:p w14:paraId="58648C35" w14:textId="09320C34" w:rsidR="00C8546F" w:rsidRPr="00C8546F" w:rsidRDefault="00C8546F" w:rsidP="00C8546F">
      <w:pPr>
        <w:jc w:val="both"/>
        <w:rPr>
          <w:b/>
          <w:sz w:val="24"/>
          <w:szCs w:val="24"/>
          <w:u w:val="single"/>
        </w:rPr>
      </w:pPr>
      <w:r w:rsidRPr="00C8546F">
        <w:rPr>
          <w:sz w:val="24"/>
          <w:szCs w:val="24"/>
        </w:rPr>
        <w:t xml:space="preserve">In a first step, an application specific PCB is designed according to the required dimensions and layout of the MEMS devices, including through vias and </w:t>
      </w:r>
      <w:r w:rsidR="00E86579">
        <w:rPr>
          <w:sz w:val="24"/>
          <w:szCs w:val="24"/>
        </w:rPr>
        <w:t>non-plated through-holes</w:t>
      </w:r>
      <w:r w:rsidRPr="00C8546F">
        <w:rPr>
          <w:sz w:val="24"/>
          <w:szCs w:val="24"/>
        </w:rPr>
        <w:t xml:space="preserve"> for membranes</w:t>
      </w:r>
      <w:r w:rsidR="00E86579">
        <w:rPr>
          <w:sz w:val="24"/>
          <w:szCs w:val="24"/>
        </w:rPr>
        <w:t xml:space="preserve"> (Fig </w:t>
      </w:r>
      <w:r w:rsidR="00AD1BD1">
        <w:rPr>
          <w:sz w:val="24"/>
          <w:szCs w:val="24"/>
        </w:rPr>
        <w:t>2</w:t>
      </w:r>
      <w:r w:rsidR="00E86579">
        <w:rPr>
          <w:sz w:val="24"/>
          <w:szCs w:val="24"/>
        </w:rPr>
        <w:t>a)</w:t>
      </w:r>
      <w:r w:rsidRPr="00C8546F">
        <w:rPr>
          <w:sz w:val="24"/>
          <w:szCs w:val="24"/>
        </w:rPr>
        <w:t>. A fluorinated ethylene propylene (FEP) coated poly</w:t>
      </w:r>
      <w:r w:rsidR="00145F4B">
        <w:rPr>
          <w:sz w:val="24"/>
          <w:szCs w:val="24"/>
        </w:rPr>
        <w:t>mer</w:t>
      </w:r>
      <w:r w:rsidRPr="00C8546F">
        <w:rPr>
          <w:sz w:val="24"/>
          <w:szCs w:val="24"/>
        </w:rPr>
        <w:t xml:space="preserve"> film (Kapton FN, Dupont) is subsequently laminated onto the PCB using a heat press (Figure </w:t>
      </w:r>
      <w:r w:rsidR="00AD1BD1">
        <w:rPr>
          <w:sz w:val="24"/>
          <w:szCs w:val="24"/>
        </w:rPr>
        <w:t>2</w:t>
      </w:r>
      <w:r w:rsidR="00E86579">
        <w:rPr>
          <w:sz w:val="24"/>
          <w:szCs w:val="24"/>
        </w:rPr>
        <w:t>b</w:t>
      </w:r>
      <w:r w:rsidRPr="00C8546F">
        <w:rPr>
          <w:sz w:val="24"/>
          <w:szCs w:val="24"/>
        </w:rPr>
        <w:t>). The membrane structures result from the poly</w:t>
      </w:r>
      <w:r w:rsidR="00145F4B">
        <w:rPr>
          <w:sz w:val="24"/>
          <w:szCs w:val="24"/>
        </w:rPr>
        <w:t>mer</w:t>
      </w:r>
      <w:r w:rsidRPr="00C8546F">
        <w:rPr>
          <w:sz w:val="24"/>
          <w:szCs w:val="24"/>
        </w:rPr>
        <w:t xml:space="preserve"> film laminated across the </w:t>
      </w:r>
      <w:r w:rsidR="00905171">
        <w:rPr>
          <w:sz w:val="24"/>
          <w:szCs w:val="24"/>
        </w:rPr>
        <w:t>non-plated cavities</w:t>
      </w:r>
      <w:r w:rsidRPr="00C8546F">
        <w:rPr>
          <w:sz w:val="24"/>
          <w:szCs w:val="24"/>
        </w:rPr>
        <w:t xml:space="preserve"> in the circuit boards. Both </w:t>
      </w:r>
      <w:r w:rsidRPr="00C8546F">
        <w:rPr>
          <w:sz w:val="24"/>
          <w:szCs w:val="24"/>
        </w:rPr>
        <w:lastRenderedPageBreak/>
        <w:t xml:space="preserve">PCB and polymer film materials must be vacuum process compatible for the </w:t>
      </w:r>
      <w:r w:rsidR="00905171">
        <w:rPr>
          <w:sz w:val="24"/>
          <w:szCs w:val="24"/>
        </w:rPr>
        <w:t>subsequent</w:t>
      </w:r>
      <w:r w:rsidRPr="00C8546F">
        <w:rPr>
          <w:sz w:val="24"/>
          <w:szCs w:val="24"/>
        </w:rPr>
        <w:t xml:space="preserve"> fabrication steps. </w:t>
      </w:r>
    </w:p>
    <w:p w14:paraId="2463BBA0" w14:textId="100B7895" w:rsidR="00C8546F" w:rsidRPr="00C8546F" w:rsidRDefault="00C8546F" w:rsidP="00C8546F">
      <w:pPr>
        <w:jc w:val="both"/>
        <w:rPr>
          <w:sz w:val="24"/>
          <w:szCs w:val="24"/>
        </w:rPr>
      </w:pPr>
      <w:r w:rsidRPr="00C8546F">
        <w:rPr>
          <w:sz w:val="24"/>
          <w:szCs w:val="24"/>
        </w:rPr>
        <w:t xml:space="preserve">For standard microfabrication equipment compatibility and handling, the PCBs are mounted onto a reusable carrier wafer. The polymer film is then patterned with a dry etching process, revealing the underlying PCB copper pads (Figure </w:t>
      </w:r>
      <w:r w:rsidR="00AD1BD1">
        <w:rPr>
          <w:sz w:val="24"/>
          <w:szCs w:val="24"/>
        </w:rPr>
        <w:t>2</w:t>
      </w:r>
      <w:r w:rsidR="00E86579">
        <w:rPr>
          <w:sz w:val="24"/>
          <w:szCs w:val="24"/>
        </w:rPr>
        <w:t xml:space="preserve">c and </w:t>
      </w:r>
      <w:r w:rsidR="00AD1BD1">
        <w:rPr>
          <w:sz w:val="24"/>
          <w:szCs w:val="24"/>
        </w:rPr>
        <w:t>2</w:t>
      </w:r>
      <w:r w:rsidR="00E86579">
        <w:rPr>
          <w:sz w:val="24"/>
          <w:szCs w:val="24"/>
        </w:rPr>
        <w:t>d</w:t>
      </w:r>
      <w:r w:rsidRPr="00C8546F">
        <w:rPr>
          <w:sz w:val="24"/>
          <w:szCs w:val="24"/>
        </w:rPr>
        <w:t xml:space="preserve">). The platinum microheaters are deposited and patterned using standard sputtering and lift-off processes, respectively. </w:t>
      </w:r>
      <w:r w:rsidR="00E86579">
        <w:rPr>
          <w:sz w:val="24"/>
          <w:szCs w:val="24"/>
        </w:rPr>
        <w:t>T</w:t>
      </w:r>
      <w:r w:rsidRPr="00C8546F">
        <w:rPr>
          <w:sz w:val="24"/>
          <w:szCs w:val="24"/>
        </w:rPr>
        <w:t>he contacting of the heater structures to the PCB through the polymer film openings is realized with an additional aluminum</w:t>
      </w:r>
      <w:r w:rsidRPr="00C8546F">
        <w:t xml:space="preserve"> </w:t>
      </w:r>
      <w:r w:rsidRPr="00C8546F">
        <w:rPr>
          <w:sz w:val="24"/>
          <w:szCs w:val="24"/>
        </w:rPr>
        <w:t xml:space="preserve">sputtering and lift-off process (Figure </w:t>
      </w:r>
      <w:r w:rsidR="00AD1BD1">
        <w:rPr>
          <w:sz w:val="24"/>
          <w:szCs w:val="24"/>
        </w:rPr>
        <w:t>2</w:t>
      </w:r>
      <w:r w:rsidR="00E86579">
        <w:rPr>
          <w:sz w:val="24"/>
          <w:szCs w:val="24"/>
        </w:rPr>
        <w:t>e</w:t>
      </w:r>
      <w:r w:rsidRPr="00C8546F">
        <w:rPr>
          <w:sz w:val="24"/>
          <w:szCs w:val="24"/>
        </w:rPr>
        <w:t xml:space="preserve">). </w:t>
      </w:r>
      <w:r w:rsidR="00E86579">
        <w:rPr>
          <w:sz w:val="24"/>
          <w:szCs w:val="24"/>
        </w:rPr>
        <w:t>Finally, the</w:t>
      </w:r>
      <w:r w:rsidRPr="00C8546F">
        <w:rPr>
          <w:sz w:val="24"/>
          <w:szCs w:val="24"/>
        </w:rPr>
        <w:t xml:space="preserve"> heaters are encapsulated by laminating a second Kapton film onto the surface onto the device (Figure </w:t>
      </w:r>
      <w:r w:rsidR="00AD1BD1">
        <w:rPr>
          <w:sz w:val="24"/>
          <w:szCs w:val="24"/>
        </w:rPr>
        <w:t>2</w:t>
      </w:r>
      <w:r w:rsidR="00E86579">
        <w:rPr>
          <w:sz w:val="24"/>
          <w:szCs w:val="24"/>
        </w:rPr>
        <w:t>f</w:t>
      </w:r>
      <w:r w:rsidRPr="00C8546F">
        <w:rPr>
          <w:sz w:val="24"/>
          <w:szCs w:val="24"/>
        </w:rPr>
        <w:t xml:space="preserve">). </w:t>
      </w:r>
    </w:p>
    <w:p w14:paraId="24B4CCC3" w14:textId="77777777" w:rsidR="00C8546F" w:rsidRPr="00C8546F" w:rsidRDefault="00C8546F" w:rsidP="00C8546F">
      <w:pPr>
        <w:jc w:val="both"/>
        <w:rPr>
          <w:b/>
          <w:sz w:val="24"/>
          <w:szCs w:val="24"/>
          <w:u w:val="single"/>
        </w:rPr>
      </w:pPr>
      <w:r w:rsidRPr="00C8546F">
        <w:rPr>
          <w:b/>
          <w:sz w:val="24"/>
          <w:szCs w:val="24"/>
          <w:u w:val="single"/>
        </w:rPr>
        <w:t>Experimental Results</w:t>
      </w:r>
    </w:p>
    <w:p w14:paraId="430B76F1" w14:textId="2121F361" w:rsidR="00E86579" w:rsidRPr="00C8546F" w:rsidRDefault="00C8546F" w:rsidP="00C8546F">
      <w:pPr>
        <w:jc w:val="both"/>
        <w:rPr>
          <w:sz w:val="24"/>
          <w:szCs w:val="24"/>
        </w:rPr>
      </w:pPr>
      <w:commentRangeStart w:id="13"/>
      <w:commentRangeStart w:id="14"/>
      <w:r w:rsidRPr="00C8546F">
        <w:rPr>
          <w:sz w:val="24"/>
          <w:szCs w:val="24"/>
        </w:rPr>
        <w:t>The</w:t>
      </w:r>
      <w:commentRangeEnd w:id="13"/>
      <w:r w:rsidR="00294915">
        <w:rPr>
          <w:rStyle w:val="CommentReference"/>
        </w:rPr>
        <w:commentReference w:id="13"/>
      </w:r>
      <w:commentRangeEnd w:id="14"/>
      <w:r w:rsidR="00167AEA">
        <w:rPr>
          <w:rStyle w:val="CommentReference"/>
        </w:rPr>
        <w:commentReference w:id="14"/>
      </w:r>
      <w:r w:rsidRPr="00C8546F">
        <w:rPr>
          <w:sz w:val="24"/>
          <w:szCs w:val="24"/>
        </w:rPr>
        <w:t xml:space="preserve"> devices were visually inspected under an optical microscope (Figure </w:t>
      </w:r>
      <w:r w:rsidR="003D7BB2">
        <w:rPr>
          <w:sz w:val="24"/>
          <w:szCs w:val="24"/>
        </w:rPr>
        <w:t>3</w:t>
      </w:r>
      <w:r w:rsidRPr="00C8546F">
        <w:rPr>
          <w:sz w:val="24"/>
          <w:szCs w:val="24"/>
        </w:rPr>
        <w:t>) and tested for functionality by measuring the resistance between corresponding copper pads connected to the single heater structures.</w:t>
      </w:r>
      <w:r w:rsidR="00322F06">
        <w:rPr>
          <w:sz w:val="24"/>
          <w:szCs w:val="24"/>
        </w:rPr>
        <w:t xml:space="preserve"> </w:t>
      </w:r>
      <w:r w:rsidRPr="00C8546F">
        <w:rPr>
          <w:sz w:val="24"/>
          <w:szCs w:val="24"/>
        </w:rPr>
        <w:t xml:space="preserve">Temperature profiles showing the fast response time of the microheaters were recorded (Figure </w:t>
      </w:r>
      <w:commentRangeStart w:id="15"/>
      <w:commentRangeStart w:id="16"/>
      <w:r w:rsidR="00322F06">
        <w:rPr>
          <w:sz w:val="24"/>
          <w:szCs w:val="24"/>
        </w:rPr>
        <w:t>4</w:t>
      </w:r>
      <w:commentRangeEnd w:id="15"/>
      <w:r w:rsidR="00294915">
        <w:rPr>
          <w:rStyle w:val="CommentReference"/>
        </w:rPr>
        <w:commentReference w:id="15"/>
      </w:r>
      <w:commentRangeEnd w:id="16"/>
      <w:r w:rsidR="00167AEA">
        <w:rPr>
          <w:rStyle w:val="CommentReference"/>
        </w:rPr>
        <w:commentReference w:id="16"/>
      </w:r>
      <w:r w:rsidRPr="00C8546F">
        <w:rPr>
          <w:sz w:val="24"/>
          <w:szCs w:val="24"/>
        </w:rPr>
        <w:t xml:space="preserve">). Finally, infra-red photography was used to create a heat map of the functional microheater (Figure </w:t>
      </w:r>
      <w:r w:rsidR="003D7BB2">
        <w:rPr>
          <w:sz w:val="24"/>
          <w:szCs w:val="24"/>
        </w:rPr>
        <w:t>5</w:t>
      </w:r>
      <w:r w:rsidRPr="00C8546F">
        <w:rPr>
          <w:sz w:val="24"/>
          <w:szCs w:val="24"/>
        </w:rPr>
        <w:t xml:space="preserve">). </w:t>
      </w:r>
    </w:p>
    <w:p w14:paraId="6594EC94" w14:textId="77777777" w:rsidR="00C8546F" w:rsidRPr="00C8546F" w:rsidRDefault="00C8546F" w:rsidP="00C8546F">
      <w:pPr>
        <w:jc w:val="both"/>
        <w:rPr>
          <w:sz w:val="24"/>
          <w:szCs w:val="24"/>
        </w:rPr>
      </w:pPr>
      <w:r w:rsidRPr="00C8546F">
        <w:rPr>
          <w:sz w:val="24"/>
          <w:szCs w:val="24"/>
        </w:rPr>
        <w:t xml:space="preserve">Future work is carried out to create large array patterns and to demonstrate the potential of the presented technology to fabricate a multitude of microsensors and actuators, including micro-valves, hot film anemometers, and pressure sensors. </w:t>
      </w:r>
    </w:p>
    <w:p w14:paraId="182AC216" w14:textId="227ACBDF" w:rsidR="00C8546F" w:rsidRPr="00555D13" w:rsidRDefault="00C8546F">
      <w:pPr>
        <w:rPr>
          <w:b/>
          <w:bCs/>
          <w:sz w:val="24"/>
          <w:szCs w:val="24"/>
        </w:rPr>
      </w:pPr>
    </w:p>
    <w:p w14:paraId="74F9617B" w14:textId="33F9B1BE" w:rsidR="00C8546F" w:rsidRPr="00555D13" w:rsidRDefault="00555D13">
      <w:pPr>
        <w:rPr>
          <w:b/>
          <w:bCs/>
          <w:color w:val="00B050"/>
          <w:sz w:val="24"/>
          <w:szCs w:val="24"/>
        </w:rPr>
      </w:pPr>
      <w:r w:rsidRPr="00555D13">
        <w:rPr>
          <w:b/>
          <w:bCs/>
          <w:color w:val="00B050"/>
          <w:sz w:val="24"/>
          <w:szCs w:val="24"/>
        </w:rPr>
        <w:t>Questions</w:t>
      </w:r>
    </w:p>
    <w:p w14:paraId="744C4A24" w14:textId="5C14BFD2" w:rsidR="00C8546F" w:rsidRPr="00555D13" w:rsidRDefault="00555D13" w:rsidP="00555D13">
      <w:pPr>
        <w:pStyle w:val="ListParagraph"/>
        <w:numPr>
          <w:ilvl w:val="0"/>
          <w:numId w:val="2"/>
        </w:numPr>
        <w:spacing w:after="0" w:line="240" w:lineRule="auto"/>
        <w:rPr>
          <w:rFonts w:ascii="Times New Roman" w:eastAsia="Times New Roman" w:hAnsi="Times New Roman" w:cs="Times New Roman"/>
          <w:color w:val="00B050"/>
          <w:sz w:val="24"/>
          <w:szCs w:val="24"/>
        </w:rPr>
      </w:pPr>
      <w:r w:rsidRPr="00555D13">
        <w:rPr>
          <w:rFonts w:ascii="Times New Roman" w:eastAsia="Times New Roman" w:hAnsi="Times New Roman" w:cs="Times New Roman"/>
          <w:color w:val="00B050"/>
          <w:sz w:val="24"/>
          <w:szCs w:val="24"/>
        </w:rPr>
        <w:t>We did a lot of experimentation during the process development (for example: different lamination temperatures to figure out best adhesion, different etch mask materials, soft-baking in the oven instead of the hotplate, development times etc.). These experiments took a lot of time and effort. Can this information be put in the fabrication method, or just the end results?</w:t>
      </w:r>
      <w:ins w:id="17" w:author="Christopher" w:date="2019-09-30T12:30:00Z">
        <w:r w:rsidR="00167AEA">
          <w:rPr>
            <w:rFonts w:ascii="Times New Roman" w:eastAsia="Times New Roman" w:hAnsi="Times New Roman" w:cs="Times New Roman"/>
            <w:color w:val="00B050"/>
            <w:sz w:val="24"/>
            <w:szCs w:val="24"/>
          </w:rPr>
          <w:t xml:space="preserve"> If you can make graphs out of that and have solid quantifiable data (not just sticks/doesn’t stick) yes. If not, just the end results </w:t>
        </w:r>
        <w:commentRangeStart w:id="18"/>
        <w:r w:rsidR="00167AEA">
          <w:rPr>
            <w:rFonts w:ascii="Times New Roman" w:eastAsia="Times New Roman" w:hAnsi="Times New Roman" w:cs="Times New Roman"/>
            <w:color w:val="00B050"/>
            <w:sz w:val="24"/>
            <w:szCs w:val="24"/>
          </w:rPr>
          <w:t>matter</w:t>
        </w:r>
      </w:ins>
      <w:commentRangeEnd w:id="18"/>
      <w:ins w:id="19" w:author="Christopher" w:date="2019-09-30T12:31:00Z">
        <w:r w:rsidR="00167AEA">
          <w:rPr>
            <w:rStyle w:val="CommentReference"/>
          </w:rPr>
          <w:commentReference w:id="18"/>
        </w:r>
      </w:ins>
      <w:ins w:id="20" w:author="Christopher" w:date="2019-09-30T12:30:00Z">
        <w:r w:rsidR="00167AEA">
          <w:rPr>
            <w:rFonts w:ascii="Times New Roman" w:eastAsia="Times New Roman" w:hAnsi="Times New Roman" w:cs="Times New Roman"/>
            <w:color w:val="00B050"/>
            <w:sz w:val="24"/>
            <w:szCs w:val="24"/>
          </w:rPr>
          <w:t>.</w:t>
        </w:r>
      </w:ins>
    </w:p>
    <w:p w14:paraId="23A4A2D7" w14:textId="77777777" w:rsidR="00555D13" w:rsidRPr="00555D13" w:rsidRDefault="00555D13" w:rsidP="00555D13">
      <w:pPr>
        <w:pStyle w:val="ListParagraph"/>
        <w:spacing w:after="0" w:line="240" w:lineRule="auto"/>
        <w:rPr>
          <w:rFonts w:ascii="Times New Roman" w:eastAsia="Times New Roman" w:hAnsi="Times New Roman" w:cs="Times New Roman"/>
          <w:color w:val="00B050"/>
          <w:sz w:val="24"/>
          <w:szCs w:val="24"/>
        </w:rPr>
      </w:pPr>
    </w:p>
    <w:p w14:paraId="4995D90E" w14:textId="3259EA31" w:rsidR="00555D13" w:rsidRPr="00555D13" w:rsidRDefault="00555D13" w:rsidP="00555D13">
      <w:pPr>
        <w:pStyle w:val="ListParagraph"/>
        <w:numPr>
          <w:ilvl w:val="0"/>
          <w:numId w:val="2"/>
        </w:numPr>
        <w:spacing w:after="0" w:line="240" w:lineRule="auto"/>
        <w:rPr>
          <w:rFonts w:ascii="Times New Roman" w:eastAsia="Times New Roman" w:hAnsi="Times New Roman" w:cs="Times New Roman"/>
          <w:color w:val="00B050"/>
          <w:sz w:val="24"/>
          <w:szCs w:val="24"/>
        </w:rPr>
      </w:pPr>
      <w:r w:rsidRPr="00555D13">
        <w:rPr>
          <w:rFonts w:ascii="Times New Roman" w:eastAsia="Times New Roman" w:hAnsi="Times New Roman" w:cs="Times New Roman"/>
          <w:color w:val="00B050"/>
          <w:sz w:val="24"/>
          <w:szCs w:val="24"/>
        </w:rPr>
        <w:t>For a fabrication paper what kind of data is appropriate to show apart from microscope images. Yield / Resistance spread / Response time / IR image?</w:t>
      </w:r>
      <w:ins w:id="21" w:author="Christopher" w:date="2019-09-30T12:28:00Z">
        <w:r w:rsidR="00167AEA">
          <w:rPr>
            <w:rFonts w:ascii="Times New Roman" w:eastAsia="Times New Roman" w:hAnsi="Times New Roman" w:cs="Times New Roman"/>
            <w:color w:val="00B050"/>
            <w:sz w:val="24"/>
            <w:szCs w:val="24"/>
          </w:rPr>
          <w:t xml:space="preserve"> Yes, Yes and Yes. Additionally, </w:t>
        </w:r>
      </w:ins>
      <w:ins w:id="22" w:author="Christopher" w:date="2019-09-30T12:29:00Z">
        <w:r w:rsidR="00167AEA">
          <w:rPr>
            <w:rFonts w:ascii="Times New Roman" w:eastAsia="Times New Roman" w:hAnsi="Times New Roman" w:cs="Times New Roman"/>
            <w:color w:val="00B050"/>
            <w:sz w:val="24"/>
            <w:szCs w:val="24"/>
          </w:rPr>
          <w:t>everything about the morphology of the substrate (roughness) and other things might help</w:t>
        </w:r>
      </w:ins>
    </w:p>
    <w:p w14:paraId="47279B5C" w14:textId="77777777" w:rsidR="00555D13" w:rsidRPr="00555D13" w:rsidRDefault="00555D13" w:rsidP="00555D13">
      <w:pPr>
        <w:pStyle w:val="ListParagraph"/>
        <w:rPr>
          <w:rFonts w:ascii="Times New Roman" w:eastAsia="Times New Roman" w:hAnsi="Times New Roman" w:cs="Times New Roman"/>
          <w:sz w:val="24"/>
          <w:szCs w:val="24"/>
        </w:rPr>
      </w:pPr>
    </w:p>
    <w:p w14:paraId="037A906C" w14:textId="10033A22" w:rsidR="00C8546F" w:rsidRPr="00555D13" w:rsidRDefault="00C8546F" w:rsidP="00555D13">
      <w:pPr>
        <w:pStyle w:val="ListParagraph"/>
        <w:spacing w:after="0" w:line="240" w:lineRule="auto"/>
        <w:rPr>
          <w:rFonts w:ascii="Times New Roman" w:eastAsia="Times New Roman" w:hAnsi="Times New Roman" w:cs="Times New Roman"/>
          <w:sz w:val="24"/>
          <w:szCs w:val="24"/>
        </w:rPr>
      </w:pPr>
    </w:p>
    <w:p w14:paraId="66D9D4FC" w14:textId="4DCCAEF3" w:rsidR="00C8546F" w:rsidRDefault="00C8546F">
      <w:pPr>
        <w:rPr>
          <w:sz w:val="24"/>
          <w:szCs w:val="24"/>
        </w:rPr>
      </w:pPr>
    </w:p>
    <w:p w14:paraId="40606D3B" w14:textId="4E4B38D0" w:rsidR="00C8546F" w:rsidRDefault="00C8546F">
      <w:pPr>
        <w:rPr>
          <w:sz w:val="24"/>
          <w:szCs w:val="24"/>
        </w:rPr>
      </w:pPr>
    </w:p>
    <w:p w14:paraId="36CF6F3C" w14:textId="4EEB2B4F" w:rsidR="00C8546F" w:rsidRDefault="00C8546F">
      <w:pPr>
        <w:rPr>
          <w:sz w:val="24"/>
          <w:szCs w:val="24"/>
        </w:rPr>
      </w:pPr>
    </w:p>
    <w:p w14:paraId="2EE95FB9" w14:textId="4A0A16DF" w:rsidR="00C8546F" w:rsidRDefault="00C8546F">
      <w:pPr>
        <w:rPr>
          <w:sz w:val="24"/>
          <w:szCs w:val="24"/>
        </w:rPr>
      </w:pPr>
    </w:p>
    <w:p w14:paraId="09C47C12" w14:textId="51D871F0" w:rsidR="00C8546F" w:rsidRDefault="00C8546F">
      <w:pPr>
        <w:rPr>
          <w:sz w:val="24"/>
          <w:szCs w:val="24"/>
        </w:rPr>
      </w:pPr>
    </w:p>
    <w:p w14:paraId="7797F540" w14:textId="1BA89C20" w:rsidR="00C8546F" w:rsidRDefault="00C8546F">
      <w:pPr>
        <w:rPr>
          <w:sz w:val="24"/>
          <w:szCs w:val="24"/>
        </w:rPr>
      </w:pPr>
    </w:p>
    <w:p w14:paraId="2E7A457A" w14:textId="23C82899" w:rsidR="00C8546F" w:rsidRDefault="00C8546F">
      <w:pPr>
        <w:rPr>
          <w:sz w:val="24"/>
          <w:szCs w:val="24"/>
        </w:rPr>
      </w:pPr>
    </w:p>
    <w:p w14:paraId="50CA2FCD" w14:textId="7798AA7B" w:rsidR="00C8546F" w:rsidRDefault="00C8546F">
      <w:pPr>
        <w:rPr>
          <w:sz w:val="24"/>
          <w:szCs w:val="24"/>
        </w:rPr>
      </w:pPr>
    </w:p>
    <w:p w14:paraId="36D116D0" w14:textId="0E64F338" w:rsidR="00C8546F" w:rsidRDefault="00C8546F">
      <w:pPr>
        <w:rPr>
          <w:sz w:val="24"/>
          <w:szCs w:val="24"/>
        </w:rPr>
      </w:pPr>
    </w:p>
    <w:p w14:paraId="5FD40026" w14:textId="313F1AD5" w:rsidR="00294915" w:rsidRPr="00A54939" w:rsidRDefault="00A54939">
      <w:pPr>
        <w:rPr>
          <w:b/>
          <w:bCs/>
          <w:sz w:val="24"/>
          <w:szCs w:val="24"/>
        </w:rPr>
      </w:pPr>
      <w:commentRangeStart w:id="23"/>
      <w:r w:rsidRPr="00A54939">
        <w:rPr>
          <w:b/>
          <w:bCs/>
          <w:sz w:val="24"/>
          <w:szCs w:val="24"/>
        </w:rPr>
        <w:t>Figures</w:t>
      </w:r>
      <w:commentRangeEnd w:id="23"/>
      <w:r w:rsidR="00167AEA">
        <w:rPr>
          <w:rStyle w:val="CommentReference"/>
        </w:rPr>
        <w:commentReference w:id="23"/>
      </w:r>
    </w:p>
    <w:p w14:paraId="5A1945A6" w14:textId="62D8D95D" w:rsidR="003D7BB2" w:rsidRPr="003D7BB2" w:rsidRDefault="00294915" w:rsidP="00322F06">
      <w:pPr>
        <w:rPr>
          <w:sz w:val="24"/>
          <w:szCs w:val="24"/>
        </w:rPr>
      </w:pPr>
      <w:r w:rsidRPr="003D7BB2">
        <w:rPr>
          <w:noProof/>
          <w:sz w:val="24"/>
          <w:szCs w:val="24"/>
        </w:rPr>
        <w:lastRenderedPageBreak/>
        <mc:AlternateContent>
          <mc:Choice Requires="wps">
            <w:drawing>
              <wp:anchor distT="45720" distB="45720" distL="114300" distR="114300" simplePos="0" relativeHeight="251659264" behindDoc="0" locked="0" layoutInCell="1" allowOverlap="1" wp14:anchorId="076A1CAA" wp14:editId="47C750BE">
                <wp:simplePos x="0" y="0"/>
                <wp:positionH relativeFrom="column">
                  <wp:posOffset>0</wp:posOffset>
                </wp:positionH>
                <wp:positionV relativeFrom="paragraph">
                  <wp:posOffset>0</wp:posOffset>
                </wp:positionV>
                <wp:extent cx="2755900" cy="2641600"/>
                <wp:effectExtent l="0" t="0" r="2540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2641600"/>
                        </a:xfrm>
                        <a:prstGeom prst="rect">
                          <a:avLst/>
                        </a:prstGeom>
                        <a:solidFill>
                          <a:srgbClr val="FFFFFF"/>
                        </a:solidFill>
                        <a:ln w="9525">
                          <a:solidFill>
                            <a:srgbClr val="000000"/>
                          </a:solidFill>
                          <a:miter lim="800000"/>
                          <a:headEnd/>
                          <a:tailEnd/>
                        </a:ln>
                      </wps:spPr>
                      <wps:txbx>
                        <w:txbxContent>
                          <w:p w14:paraId="731A9C86" w14:textId="456B10B6" w:rsidR="003D7BB2" w:rsidRDefault="003D7BB2" w:rsidP="003D7BB2">
                            <w:r>
                              <w:rPr>
                                <w:noProof/>
                              </w:rPr>
                              <w:drawing>
                                <wp:inline distT="0" distB="0" distL="0" distR="0" wp14:anchorId="0CB5B977" wp14:editId="3011A3AA">
                                  <wp:extent cx="2444088" cy="1952198"/>
                                  <wp:effectExtent l="0" t="0" r="0" b="0"/>
                                  <wp:docPr id="201" name="Picture 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front and back.png"/>
                                          <pic:cNvPicPr/>
                                        </pic:nvPicPr>
                                        <pic:blipFill>
                                          <a:blip r:embed="rId8">
                                            <a:extLst>
                                              <a:ext uri="{28A0092B-C50C-407E-A947-70E740481C1C}">
                                                <a14:useLocalDpi xmlns:a14="http://schemas.microsoft.com/office/drawing/2010/main" val="0"/>
                                              </a:ext>
                                            </a:extLst>
                                          </a:blip>
                                          <a:stretch>
                                            <a:fillRect/>
                                          </a:stretch>
                                        </pic:blipFill>
                                        <pic:spPr>
                                          <a:xfrm>
                                            <a:off x="0" y="0"/>
                                            <a:ext cx="2472145" cy="1974608"/>
                                          </a:xfrm>
                                          <a:prstGeom prst="rect">
                                            <a:avLst/>
                                          </a:prstGeom>
                                        </pic:spPr>
                                      </pic:pic>
                                    </a:graphicData>
                                  </a:graphic>
                                </wp:inline>
                              </w:drawing>
                            </w:r>
                          </w:p>
                          <w:p w14:paraId="678B7680" w14:textId="460EC4B2" w:rsidR="003D7BB2" w:rsidRDefault="003D7BB2" w:rsidP="003D7BB2">
                            <w:r>
                              <w:t>Figure 1: Conceptual PCB MEMS device</w:t>
                            </w:r>
                          </w:p>
                          <w:p w14:paraId="6E8A1EBF" w14:textId="77777777" w:rsidR="003D7BB2" w:rsidRDefault="003D7B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6A1CAA" id="_x0000_t202" coordsize="21600,21600" o:spt="202" path="m,l,21600r21600,l21600,xe">
                <v:stroke joinstyle="miter"/>
                <v:path gradientshapeok="t" o:connecttype="rect"/>
              </v:shapetype>
              <v:shape id="Text Box 2" o:spid="_x0000_s1026" type="#_x0000_t202" style="position:absolute;margin-left:0;margin-top:0;width:217pt;height:20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">
                <v:textbox>
                  <w:txbxContent>
                    <w:p w14:paraId="731A9C86" w14:textId="456B10B6" w:rsidR="003D7BB2" w:rsidRDefault="003D7BB2" w:rsidP="003D7BB2">
                      <w:r>
                        <w:rPr>
                          <w:noProof/>
                        </w:rPr>
                        <w:drawing>
                          <wp:inline distT="0" distB="0" distL="0" distR="0" wp14:anchorId="0CB5B977" wp14:editId="3011A3AA">
                            <wp:extent cx="2444088" cy="1952198"/>
                            <wp:effectExtent l="0" t="0" r="0" b="0"/>
                            <wp:docPr id="201" name="Picture 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front and back.png"/>
                                    <pic:cNvPicPr/>
                                  </pic:nvPicPr>
                                  <pic:blipFill>
                                    <a:blip r:embed="rId9">
                                      <a:extLst>
                                        <a:ext uri="{28A0092B-C50C-407E-A947-70E740481C1C}">
                                          <a14:useLocalDpi xmlns:a14="http://schemas.microsoft.com/office/drawing/2010/main" val="0"/>
                                        </a:ext>
                                      </a:extLst>
                                    </a:blip>
                                    <a:stretch>
                                      <a:fillRect/>
                                    </a:stretch>
                                  </pic:blipFill>
                                  <pic:spPr>
                                    <a:xfrm>
                                      <a:off x="0" y="0"/>
                                      <a:ext cx="2472145" cy="1974608"/>
                                    </a:xfrm>
                                    <a:prstGeom prst="rect">
                                      <a:avLst/>
                                    </a:prstGeom>
                                  </pic:spPr>
                                </pic:pic>
                              </a:graphicData>
                            </a:graphic>
                          </wp:inline>
                        </w:drawing>
                      </w:r>
                    </w:p>
                    <w:p w14:paraId="678B7680" w14:textId="460EC4B2" w:rsidR="003D7BB2" w:rsidRDefault="003D7BB2" w:rsidP="003D7BB2">
                      <w:r>
                        <w:t>Figure 1: Conceptual PCB MEMS device</w:t>
                      </w:r>
                    </w:p>
                    <w:p w14:paraId="6E8A1EBF" w14:textId="77777777" w:rsidR="003D7BB2" w:rsidRDefault="003D7BB2"/>
                  </w:txbxContent>
                </v:textbox>
                <w10:wrap type="square"/>
              </v:shape>
            </w:pict>
          </mc:Fallback>
        </mc:AlternateContent>
      </w:r>
      <w:r>
        <w:rPr>
          <w:noProof/>
        </w:rPr>
        <mc:AlternateContent>
          <mc:Choice Requires="wps">
            <w:drawing>
              <wp:anchor distT="45720" distB="45720" distL="114300" distR="114300" simplePos="0" relativeHeight="251667456" behindDoc="0" locked="0" layoutInCell="1" allowOverlap="1" wp14:anchorId="6C86A9EF" wp14:editId="301C0428">
                <wp:simplePos x="0" y="0"/>
                <wp:positionH relativeFrom="column">
                  <wp:posOffset>2895600</wp:posOffset>
                </wp:positionH>
                <wp:positionV relativeFrom="paragraph">
                  <wp:posOffset>4870450</wp:posOffset>
                </wp:positionV>
                <wp:extent cx="3041650" cy="3016250"/>
                <wp:effectExtent l="0" t="0" r="25400" b="1270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1650" cy="3016250"/>
                        </a:xfrm>
                        <a:prstGeom prst="rect">
                          <a:avLst/>
                        </a:prstGeom>
                        <a:solidFill>
                          <a:srgbClr val="FFFFFF"/>
                        </a:solidFill>
                        <a:ln w="9525">
                          <a:solidFill>
                            <a:srgbClr val="000000"/>
                          </a:solidFill>
                          <a:miter lim="800000"/>
                          <a:headEnd/>
                          <a:tailEnd/>
                        </a:ln>
                      </wps:spPr>
                      <wps:txbx>
                        <w:txbxContent>
                          <w:p w14:paraId="1327B8AC" w14:textId="77777777" w:rsidR="00322F06" w:rsidRDefault="00322F06">
                            <w:r>
                              <w:rPr>
                                <w:noProof/>
                              </w:rPr>
                              <w:drawing>
                                <wp:inline distT="0" distB="0" distL="0" distR="0" wp14:anchorId="4F394F6D" wp14:editId="00FAC4C4">
                                  <wp:extent cx="2838450" cy="2286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R_0161.jpg"/>
                                          <pic:cNvPicPr/>
                                        </pic:nvPicPr>
                                        <pic:blipFill>
                                          <a:blip r:embed="rId10">
                                            <a:extLst>
                                              <a:ext uri="{28A0092B-C50C-407E-A947-70E740481C1C}">
                                                <a14:useLocalDpi xmlns:a14="http://schemas.microsoft.com/office/drawing/2010/main" val="0"/>
                                              </a:ext>
                                            </a:extLst>
                                          </a:blip>
                                          <a:stretch>
                                            <a:fillRect/>
                                          </a:stretch>
                                        </pic:blipFill>
                                        <pic:spPr>
                                          <a:xfrm>
                                            <a:off x="0" y="0"/>
                                            <a:ext cx="2838450" cy="2286000"/>
                                          </a:xfrm>
                                          <a:prstGeom prst="rect">
                                            <a:avLst/>
                                          </a:prstGeom>
                                        </pic:spPr>
                                      </pic:pic>
                                    </a:graphicData>
                                  </a:graphic>
                                </wp:inline>
                              </w:drawing>
                            </w:r>
                          </w:p>
                          <w:p w14:paraId="0ED2E676" w14:textId="30680860" w:rsidR="00322F06" w:rsidRDefault="00322F06">
                            <w:r>
                              <w:t xml:space="preserve">Figure 5:  </w:t>
                            </w:r>
                            <w:r w:rsidRPr="00322F06">
                              <w:t>Infra-red image of a functional microheater; showing a uniform and highly localized temperature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6A9EF" id="_x0000_s1027" type="#_x0000_t202" style="position:absolute;margin-left:228pt;margin-top:383.5pt;width:239.5pt;height:23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">
                <v:textbox>
                  <w:txbxContent>
                    <w:p w14:paraId="1327B8AC" w14:textId="77777777" w:rsidR="00322F06" w:rsidRDefault="00322F06">
                      <w:r>
                        <w:rPr>
                          <w:noProof/>
                        </w:rPr>
                        <w:drawing>
                          <wp:inline distT="0" distB="0" distL="0" distR="0" wp14:anchorId="4F394F6D" wp14:editId="00FAC4C4">
                            <wp:extent cx="2838450" cy="2286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R_0161.jpg"/>
                                    <pic:cNvPicPr/>
                                  </pic:nvPicPr>
                                  <pic:blipFill>
                                    <a:blip r:embed="rId11">
                                      <a:extLst>
                                        <a:ext uri="{28A0092B-C50C-407E-A947-70E740481C1C}">
                                          <a14:useLocalDpi xmlns:a14="http://schemas.microsoft.com/office/drawing/2010/main" val="0"/>
                                        </a:ext>
                                      </a:extLst>
                                    </a:blip>
                                    <a:stretch>
                                      <a:fillRect/>
                                    </a:stretch>
                                  </pic:blipFill>
                                  <pic:spPr>
                                    <a:xfrm>
                                      <a:off x="0" y="0"/>
                                      <a:ext cx="2838450" cy="2286000"/>
                                    </a:xfrm>
                                    <a:prstGeom prst="rect">
                                      <a:avLst/>
                                    </a:prstGeom>
                                  </pic:spPr>
                                </pic:pic>
                              </a:graphicData>
                            </a:graphic>
                          </wp:inline>
                        </w:drawing>
                      </w:r>
                    </w:p>
                    <w:p w14:paraId="0ED2E676" w14:textId="30680860" w:rsidR="00322F06" w:rsidRDefault="00322F06">
                      <w:r>
                        <w:t xml:space="preserve">Figure 5:  </w:t>
                      </w:r>
                      <w:r w:rsidRPr="00322F06">
                        <w:t>Infra-red image of a functional microheater; showing a uniform and highly localized temperature profile.</w:t>
                      </w:r>
                    </w:p>
                  </w:txbxContent>
                </v:textbox>
                <w10:wrap type="square"/>
              </v:shape>
            </w:pict>
          </mc:Fallback>
        </mc:AlternateContent>
      </w:r>
      <w:r w:rsidRPr="00322F06">
        <w:rPr>
          <w:noProof/>
          <w:sz w:val="24"/>
          <w:szCs w:val="24"/>
        </w:rPr>
        <mc:AlternateContent>
          <mc:Choice Requires="wps">
            <w:drawing>
              <wp:anchor distT="45720" distB="45720" distL="114300" distR="114300" simplePos="0" relativeHeight="251665408" behindDoc="0" locked="0" layoutInCell="1" allowOverlap="1" wp14:anchorId="27F54996" wp14:editId="3CB52622">
                <wp:simplePos x="0" y="0"/>
                <wp:positionH relativeFrom="column">
                  <wp:posOffset>0</wp:posOffset>
                </wp:positionH>
                <wp:positionV relativeFrom="paragraph">
                  <wp:posOffset>4876165</wp:posOffset>
                </wp:positionV>
                <wp:extent cx="2895600" cy="2260600"/>
                <wp:effectExtent l="0" t="0" r="19050" b="2540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260600"/>
                        </a:xfrm>
                        <a:prstGeom prst="rect">
                          <a:avLst/>
                        </a:prstGeom>
                        <a:solidFill>
                          <a:srgbClr val="FFFFFF"/>
                        </a:solidFill>
                        <a:ln w="9525">
                          <a:solidFill>
                            <a:srgbClr val="000000"/>
                          </a:solidFill>
                          <a:miter lim="800000"/>
                          <a:headEnd/>
                          <a:tailEnd/>
                        </a:ln>
                      </wps:spPr>
                      <wps:txbx>
                        <w:txbxContent>
                          <w:p w14:paraId="5D865BE3" w14:textId="6DD6E447" w:rsidR="00322F06" w:rsidRDefault="00322F06">
                            <w:r>
                              <w:rPr>
                                <w:noProof/>
                              </w:rPr>
                              <w:drawing>
                                <wp:inline distT="0" distB="0" distL="0" distR="0" wp14:anchorId="6F8CDCF0" wp14:editId="0A04D289">
                                  <wp:extent cx="2171700" cy="1701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1700" cy="1701800"/>
                                          </a:xfrm>
                                          <a:prstGeom prst="rect">
                                            <a:avLst/>
                                          </a:prstGeom>
                                          <a:noFill/>
                                          <a:ln>
                                            <a:noFill/>
                                          </a:ln>
                                        </pic:spPr>
                                      </pic:pic>
                                    </a:graphicData>
                                  </a:graphic>
                                </wp:inline>
                              </w:drawing>
                            </w:r>
                          </w:p>
                          <w:p w14:paraId="06D00577" w14:textId="07FBAF72" w:rsidR="00322F06" w:rsidRDefault="00322F06">
                            <w:r>
                              <w:t>Figure 4: Thermal response of the microheater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54996" id="_x0000_s1028" type="#_x0000_t202" style="position:absolute;margin-left:0;margin-top:383.95pt;width:228pt;height:17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">
                <v:textbox>
                  <w:txbxContent>
                    <w:p w14:paraId="5D865BE3" w14:textId="6DD6E447" w:rsidR="00322F06" w:rsidRDefault="00322F06">
                      <w:r>
                        <w:rPr>
                          <w:noProof/>
                        </w:rPr>
                        <w:drawing>
                          <wp:inline distT="0" distB="0" distL="0" distR="0" wp14:anchorId="6F8CDCF0" wp14:editId="0A04D289">
                            <wp:extent cx="2171700" cy="1701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1700" cy="1701800"/>
                                    </a:xfrm>
                                    <a:prstGeom prst="rect">
                                      <a:avLst/>
                                    </a:prstGeom>
                                    <a:noFill/>
                                    <a:ln>
                                      <a:noFill/>
                                    </a:ln>
                                  </pic:spPr>
                                </pic:pic>
                              </a:graphicData>
                            </a:graphic>
                          </wp:inline>
                        </w:drawing>
                      </w:r>
                    </w:p>
                    <w:p w14:paraId="06D00577" w14:textId="07FBAF72" w:rsidR="00322F06" w:rsidRDefault="00322F06">
                      <w:r>
                        <w:t>Figure 4: Thermal response of the microheater</w:t>
                      </w:r>
                    </w:p>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12985143" wp14:editId="08643921">
                <wp:simplePos x="0" y="0"/>
                <wp:positionH relativeFrom="column">
                  <wp:posOffset>0</wp:posOffset>
                </wp:positionH>
                <wp:positionV relativeFrom="paragraph">
                  <wp:posOffset>2641600</wp:posOffset>
                </wp:positionV>
                <wp:extent cx="5937250" cy="1404620"/>
                <wp:effectExtent l="0" t="0" r="25400" b="1333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404620"/>
                        </a:xfrm>
                        <a:prstGeom prst="rect">
                          <a:avLst/>
                        </a:prstGeom>
                        <a:solidFill>
                          <a:srgbClr val="FFFFFF"/>
                        </a:solidFill>
                        <a:ln w="9525">
                          <a:solidFill>
                            <a:srgbClr val="000000"/>
                          </a:solidFill>
                          <a:miter lim="800000"/>
                          <a:headEnd/>
                          <a:tailEnd/>
                        </a:ln>
                      </wps:spPr>
                      <wps:txbx>
                        <w:txbxContent>
                          <w:p w14:paraId="6BE9AE3D" w14:textId="76D6B4D6" w:rsidR="003D7BB2" w:rsidRDefault="003D7BB2">
                            <w:r>
                              <w:rPr>
                                <w:noProof/>
                              </w:rPr>
                              <w:drawing>
                                <wp:inline distT="0" distB="0" distL="0" distR="0" wp14:anchorId="25E47F9D" wp14:editId="39997DDF">
                                  <wp:extent cx="5669280" cy="17335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orizontal.png"/>
                                          <pic:cNvPicPr/>
                                        </pic:nvPicPr>
                                        <pic:blipFill>
                                          <a:blip r:embed="rId14">
                                            <a:extLst>
                                              <a:ext uri="{28A0092B-C50C-407E-A947-70E740481C1C}">
                                                <a14:useLocalDpi xmlns:a14="http://schemas.microsoft.com/office/drawing/2010/main" val="0"/>
                                              </a:ext>
                                            </a:extLst>
                                          </a:blip>
                                          <a:stretch>
                                            <a:fillRect/>
                                          </a:stretch>
                                        </pic:blipFill>
                                        <pic:spPr>
                                          <a:xfrm>
                                            <a:off x="0" y="0"/>
                                            <a:ext cx="5669280" cy="1733550"/>
                                          </a:xfrm>
                                          <a:prstGeom prst="rect">
                                            <a:avLst/>
                                          </a:prstGeom>
                                        </pic:spPr>
                                      </pic:pic>
                                    </a:graphicData>
                                  </a:graphic>
                                </wp:inline>
                              </w:drawing>
                            </w:r>
                          </w:p>
                          <w:p w14:paraId="7069C9AD" w14:textId="623BF095" w:rsidR="003D7BB2" w:rsidRDefault="003D7BB2" w:rsidP="00322F06">
                            <w:pPr>
                              <w:jc w:val="center"/>
                            </w:pPr>
                            <w:r>
                              <w:t>Figure 2: Fabrication process steps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985143" id="_x0000_s1029" type="#_x0000_t202" style="position:absolute;margin-left:0;margin-top:208pt;width:467.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xKQIAAE4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">
                <v:textbox style="mso-fit-shape-to-text:t">
                  <w:txbxContent>
                    <w:p w14:paraId="6BE9AE3D" w14:textId="76D6B4D6" w:rsidR="003D7BB2" w:rsidRDefault="003D7BB2">
                      <w:r>
                        <w:rPr>
                          <w:noProof/>
                        </w:rPr>
                        <w:drawing>
                          <wp:inline distT="0" distB="0" distL="0" distR="0" wp14:anchorId="25E47F9D" wp14:editId="39997DDF">
                            <wp:extent cx="5669280" cy="17335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orizontal.png"/>
                                    <pic:cNvPicPr/>
                                  </pic:nvPicPr>
                                  <pic:blipFill>
                                    <a:blip r:embed="rId15">
                                      <a:extLst>
                                        <a:ext uri="{28A0092B-C50C-407E-A947-70E740481C1C}">
                                          <a14:useLocalDpi xmlns:a14="http://schemas.microsoft.com/office/drawing/2010/main" val="0"/>
                                        </a:ext>
                                      </a:extLst>
                                    </a:blip>
                                    <a:stretch>
                                      <a:fillRect/>
                                    </a:stretch>
                                  </pic:blipFill>
                                  <pic:spPr>
                                    <a:xfrm>
                                      <a:off x="0" y="0"/>
                                      <a:ext cx="5669280" cy="1733550"/>
                                    </a:xfrm>
                                    <a:prstGeom prst="rect">
                                      <a:avLst/>
                                    </a:prstGeom>
                                  </pic:spPr>
                                </pic:pic>
                              </a:graphicData>
                            </a:graphic>
                          </wp:inline>
                        </w:drawing>
                      </w:r>
                    </w:p>
                    <w:p w14:paraId="7069C9AD" w14:textId="623BF095" w:rsidR="003D7BB2" w:rsidRDefault="003D7BB2" w:rsidP="00322F06">
                      <w:pPr>
                        <w:jc w:val="center"/>
                      </w:pPr>
                      <w:r>
                        <w:t>Figure 2: Fabrication process steps</w:t>
                      </w:r>
                    </w:p>
                  </w:txbxContent>
                </v:textbox>
                <w10:wrap type="square"/>
              </v:shape>
            </w:pict>
          </mc:Fallback>
        </mc:AlternateContent>
      </w:r>
      <w:r>
        <w:rPr>
          <w:noProof/>
        </w:rPr>
        <mc:AlternateContent>
          <mc:Choice Requires="wps">
            <w:drawing>
              <wp:anchor distT="45720" distB="45720" distL="114300" distR="114300" simplePos="0" relativeHeight="251661312" behindDoc="0" locked="0" layoutInCell="1" allowOverlap="1" wp14:anchorId="131C6526" wp14:editId="2CB4797B">
                <wp:simplePos x="0" y="0"/>
                <wp:positionH relativeFrom="column">
                  <wp:posOffset>2754630</wp:posOffset>
                </wp:positionH>
                <wp:positionV relativeFrom="paragraph">
                  <wp:posOffset>0</wp:posOffset>
                </wp:positionV>
                <wp:extent cx="3181350" cy="2641600"/>
                <wp:effectExtent l="0" t="0" r="19050" b="2540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641600"/>
                        </a:xfrm>
                        <a:prstGeom prst="rect">
                          <a:avLst/>
                        </a:prstGeom>
                        <a:solidFill>
                          <a:srgbClr val="FFFFFF"/>
                        </a:solidFill>
                        <a:ln w="9525">
                          <a:solidFill>
                            <a:srgbClr val="000000"/>
                          </a:solidFill>
                          <a:miter lim="800000"/>
                          <a:headEnd/>
                          <a:tailEnd/>
                        </a:ln>
                      </wps:spPr>
                      <wps:txbx>
                        <w:txbxContent>
                          <w:p w14:paraId="0A1557E7" w14:textId="077EC3F0" w:rsidR="003D7BB2" w:rsidRDefault="003D7BB2">
                            <w:r>
                              <w:rPr>
                                <w:noProof/>
                              </w:rPr>
                              <w:drawing>
                                <wp:inline distT="0" distB="0" distL="0" distR="0" wp14:anchorId="252F7CB8" wp14:editId="54F39133">
                                  <wp:extent cx="3028950" cy="1980314"/>
                                  <wp:effectExtent l="0" t="0" r="0" b="1270"/>
                                  <wp:docPr id="203" name="Picture 20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Membrane on cavity.png"/>
                                          <pic:cNvPicPr/>
                                        </pic:nvPicPr>
                                        <pic:blipFill>
                                          <a:blip r:embed="rId16">
                                            <a:extLst>
                                              <a:ext uri="{28A0092B-C50C-407E-A947-70E740481C1C}">
                                                <a14:useLocalDpi xmlns:a14="http://schemas.microsoft.com/office/drawing/2010/main" val="0"/>
                                              </a:ext>
                                            </a:extLst>
                                          </a:blip>
                                          <a:stretch>
                                            <a:fillRect/>
                                          </a:stretch>
                                        </pic:blipFill>
                                        <pic:spPr>
                                          <a:xfrm rot="10800000" flipH="1" flipV="1">
                                            <a:off x="0" y="0"/>
                                            <a:ext cx="3103217" cy="2028869"/>
                                          </a:xfrm>
                                          <a:prstGeom prst="rect">
                                            <a:avLst/>
                                          </a:prstGeom>
                                        </pic:spPr>
                                      </pic:pic>
                                    </a:graphicData>
                                  </a:graphic>
                                </wp:inline>
                              </w:drawing>
                            </w:r>
                          </w:p>
                          <w:p w14:paraId="2B8BBFE7" w14:textId="6CA3FF52" w:rsidR="00322F06" w:rsidRDefault="003D7BB2">
                            <w:r>
                              <w:t xml:space="preserve">Figure 3: </w:t>
                            </w:r>
                            <w:r w:rsidR="00322F06">
                              <w:t>Close-up</w:t>
                            </w:r>
                            <w:r>
                              <w:t xml:space="preserve"> image of a single microheate</w:t>
                            </w:r>
                            <w:r w:rsidR="00322F06">
                              <w:t>r</w:t>
                            </w:r>
                          </w:p>
                          <w:p w14:paraId="6A86D7EF" w14:textId="2F0EB6E0" w:rsidR="00322F06" w:rsidRDefault="00322F06">
                            <w:r>
                              <w:t>with contacts and membrane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C6526" id="_x0000_s1030" type="#_x0000_t202" style="position:absolute;margin-left:216.9pt;margin-top:0;width:250.5pt;height:20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">
                <v:textbox>
                  <w:txbxContent>
                    <w:p w14:paraId="0A1557E7" w14:textId="077EC3F0" w:rsidR="003D7BB2" w:rsidRDefault="003D7BB2">
                      <w:r>
                        <w:rPr>
                          <w:noProof/>
                        </w:rPr>
                        <w:drawing>
                          <wp:inline distT="0" distB="0" distL="0" distR="0" wp14:anchorId="252F7CB8" wp14:editId="54F39133">
                            <wp:extent cx="3028950" cy="1980314"/>
                            <wp:effectExtent l="0" t="0" r="0" b="1270"/>
                            <wp:docPr id="203" name="Picture 20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Membrane on cavity.png"/>
                                    <pic:cNvPicPr/>
                                  </pic:nvPicPr>
                                  <pic:blipFill>
                                    <a:blip r:embed="rId17">
                                      <a:extLst>
                                        <a:ext uri="{28A0092B-C50C-407E-A947-70E740481C1C}">
                                          <a14:useLocalDpi xmlns:a14="http://schemas.microsoft.com/office/drawing/2010/main" val="0"/>
                                        </a:ext>
                                      </a:extLst>
                                    </a:blip>
                                    <a:stretch>
                                      <a:fillRect/>
                                    </a:stretch>
                                  </pic:blipFill>
                                  <pic:spPr>
                                    <a:xfrm rot="10800000" flipH="1" flipV="1">
                                      <a:off x="0" y="0"/>
                                      <a:ext cx="3103217" cy="2028869"/>
                                    </a:xfrm>
                                    <a:prstGeom prst="rect">
                                      <a:avLst/>
                                    </a:prstGeom>
                                  </pic:spPr>
                                </pic:pic>
                              </a:graphicData>
                            </a:graphic>
                          </wp:inline>
                        </w:drawing>
                      </w:r>
                    </w:p>
                    <w:p w14:paraId="2B8BBFE7" w14:textId="6CA3FF52" w:rsidR="00322F06" w:rsidRDefault="003D7BB2">
                      <w:r>
                        <w:t xml:space="preserve">Figure 3: </w:t>
                      </w:r>
                      <w:r w:rsidR="00322F06">
                        <w:t>Close-up</w:t>
                      </w:r>
                      <w:r>
                        <w:t xml:space="preserve"> image of a single microheate</w:t>
                      </w:r>
                      <w:r w:rsidR="00322F06">
                        <w:t>r</w:t>
                      </w:r>
                    </w:p>
                    <w:p w14:paraId="6A86D7EF" w14:textId="2F0EB6E0" w:rsidR="00322F06" w:rsidRDefault="00322F06">
                      <w:r>
                        <w:t>with contacts and membrane</w:t>
                      </w:r>
                    </w:p>
                  </w:txbxContent>
                </v:textbox>
                <w10:wrap type="square"/>
              </v:shape>
            </w:pict>
          </mc:Fallback>
        </mc:AlternateContent>
      </w:r>
    </w:p>
    <w:p w14:paraId="7E013CF9" w14:textId="447314B1" w:rsidR="003D7BB2" w:rsidRDefault="003D7BB2" w:rsidP="003D7BB2">
      <w:pPr>
        <w:pStyle w:val="Caption"/>
        <w:jc w:val="center"/>
      </w:pPr>
    </w:p>
    <w:p w14:paraId="202AFE03" w14:textId="00E694F9" w:rsidR="003D7BB2" w:rsidRDefault="003D7BB2" w:rsidP="003D7BB2"/>
    <w:p w14:paraId="28EDBBF2" w14:textId="0CA1D17D" w:rsidR="00294915" w:rsidRPr="003D7BB2" w:rsidRDefault="00294915" w:rsidP="003D7BB2">
      <w:r>
        <w:rPr>
          <w:noProof/>
        </w:rPr>
        <w:lastRenderedPageBreak/>
        <mc:AlternateContent>
          <mc:Choice Requires="wps">
            <w:drawing>
              <wp:anchor distT="45720" distB="45720" distL="114300" distR="114300" simplePos="0" relativeHeight="251669504" behindDoc="0" locked="0" layoutInCell="1" allowOverlap="1" wp14:anchorId="36EE6DF2" wp14:editId="4DA807F3">
                <wp:simplePos x="0" y="0"/>
                <wp:positionH relativeFrom="column">
                  <wp:posOffset>12700</wp:posOffset>
                </wp:positionH>
                <wp:positionV relativeFrom="paragraph">
                  <wp:posOffset>0</wp:posOffset>
                </wp:positionV>
                <wp:extent cx="3416300" cy="2628900"/>
                <wp:effectExtent l="0" t="0" r="12700" b="1905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0" cy="2628900"/>
                        </a:xfrm>
                        <a:prstGeom prst="rect">
                          <a:avLst/>
                        </a:prstGeom>
                        <a:solidFill>
                          <a:srgbClr val="FFFFFF"/>
                        </a:solidFill>
                        <a:ln w="9525">
                          <a:solidFill>
                            <a:srgbClr val="000000"/>
                          </a:solidFill>
                          <a:miter lim="800000"/>
                          <a:headEnd/>
                          <a:tailEnd/>
                        </a:ln>
                      </wps:spPr>
                      <wps:txbx>
                        <w:txbxContent>
                          <w:p w14:paraId="74F21FB2" w14:textId="06A5F148" w:rsidR="00294915" w:rsidRDefault="00294915">
                            <w:r>
                              <w:rPr>
                                <w:noProof/>
                              </w:rPr>
                              <w:drawing>
                                <wp:inline distT="0" distB="0" distL="0" distR="0" wp14:anchorId="2725F98D" wp14:editId="64BAE1CD">
                                  <wp:extent cx="3436800" cy="2578100"/>
                                  <wp:effectExtent l="0" t="0" r="0" b="0"/>
                                  <wp:docPr id="212" name="Picture 21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hadow Mask PCB000052.tif"/>
                                          <pic:cNvPicPr/>
                                        </pic:nvPicPr>
                                        <pic:blipFill>
                                          <a:blip r:embed="rId18">
                                            <a:extLst>
                                              <a:ext uri="{28A0092B-C50C-407E-A947-70E740481C1C}">
                                                <a14:useLocalDpi xmlns:a14="http://schemas.microsoft.com/office/drawing/2010/main" val="0"/>
                                              </a:ext>
                                            </a:extLst>
                                          </a:blip>
                                          <a:stretch>
                                            <a:fillRect/>
                                          </a:stretch>
                                        </pic:blipFill>
                                        <pic:spPr>
                                          <a:xfrm>
                                            <a:off x="0" y="0"/>
                                            <a:ext cx="3477704" cy="260878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E6DF2" id="_x0000_s1031" type="#_x0000_t202" style="position:absolute;margin-left:1pt;margin-top:0;width:269pt;height:207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">
                <v:textbox>
                  <w:txbxContent>
                    <w:p w14:paraId="74F21FB2" w14:textId="06A5F148" w:rsidR="00294915" w:rsidRDefault="00294915">
                      <w:r>
                        <w:rPr>
                          <w:noProof/>
                        </w:rPr>
                        <w:drawing>
                          <wp:inline distT="0" distB="0" distL="0" distR="0" wp14:anchorId="2725F98D" wp14:editId="64BAE1CD">
                            <wp:extent cx="3436800" cy="2578100"/>
                            <wp:effectExtent l="0" t="0" r="0" b="0"/>
                            <wp:docPr id="212" name="Picture 21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hadow Mask PCB000052.tif"/>
                                    <pic:cNvPicPr/>
                                  </pic:nvPicPr>
                                  <pic:blipFill>
                                    <a:blip r:embed="rId19">
                                      <a:extLst>
                                        <a:ext uri="{28A0092B-C50C-407E-A947-70E740481C1C}">
                                          <a14:useLocalDpi xmlns:a14="http://schemas.microsoft.com/office/drawing/2010/main" val="0"/>
                                        </a:ext>
                                      </a:extLst>
                                    </a:blip>
                                    <a:stretch>
                                      <a:fillRect/>
                                    </a:stretch>
                                  </pic:blipFill>
                                  <pic:spPr>
                                    <a:xfrm>
                                      <a:off x="0" y="0"/>
                                      <a:ext cx="3477704" cy="2608784"/>
                                    </a:xfrm>
                                    <a:prstGeom prst="rect">
                                      <a:avLst/>
                                    </a:prstGeom>
                                  </pic:spPr>
                                </pic:pic>
                              </a:graphicData>
                            </a:graphic>
                          </wp:inline>
                        </w:drawing>
                      </w:r>
                    </w:p>
                  </w:txbxContent>
                </v:textbox>
                <w10:wrap type="square"/>
              </v:shape>
            </w:pict>
          </mc:Fallback>
        </mc:AlternateContent>
      </w:r>
    </w:p>
    <w:sectPr w:rsidR="00294915" w:rsidRPr="003D7BB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Christopher" w:date="2019-09-30T11:53:00Z" w:initials="C">
    <w:p w14:paraId="7F3A7417" w14:textId="74966FC2" w:rsidR="00A22138" w:rsidRDefault="00A22138">
      <w:pPr>
        <w:pStyle w:val="CommentText"/>
      </w:pPr>
      <w:r>
        <w:rPr>
          <w:rStyle w:val="CommentReference"/>
        </w:rPr>
        <w:annotationRef/>
      </w:r>
      <w:r>
        <w:t>What about flip chip bonding? To highlight the advantages of your technology, you need to discuss all commonly used technologies</w:t>
      </w:r>
    </w:p>
  </w:comment>
  <w:comment w:id="7" w:author="Christopher" w:date="2019-09-30T11:56:00Z" w:initials="C">
    <w:p w14:paraId="3EDE1EFB" w14:textId="5FDD74EC" w:rsidR="00A22138" w:rsidRDefault="00A22138">
      <w:pPr>
        <w:pStyle w:val="CommentText"/>
      </w:pPr>
      <w:r>
        <w:rPr>
          <w:rStyle w:val="CommentReference"/>
        </w:rPr>
        <w:annotationRef/>
      </w:r>
      <w:r>
        <w:t xml:space="preserve">You mention nowhere were membranes (see title) are important. Important: it has to be clear that this cannot completely replace Si as the polymer is not a </w:t>
      </w:r>
      <w:proofErr w:type="spellStart"/>
      <w:r>
        <w:t>semiconductive</w:t>
      </w:r>
      <w:proofErr w:type="spellEnd"/>
      <w:r>
        <w:t xml:space="preserve"> substrate. Be more precise what you think the advantages are.</w:t>
      </w:r>
    </w:p>
  </w:comment>
  <w:comment w:id="8" w:author="Christopher" w:date="2019-09-30T11:53:00Z" w:initials="C">
    <w:p w14:paraId="4A4A68FA" w14:textId="09603659" w:rsidR="00A22138" w:rsidRDefault="00A22138">
      <w:pPr>
        <w:pStyle w:val="CommentText"/>
      </w:pPr>
      <w:r>
        <w:rPr>
          <w:rStyle w:val="CommentReference"/>
        </w:rPr>
        <w:annotationRef/>
      </w:r>
      <w:r>
        <w:t>Refs</w:t>
      </w:r>
    </w:p>
  </w:comment>
  <w:comment w:id="11" w:author="Christopher" w:date="2019-09-30T11:54:00Z" w:initials="C">
    <w:p w14:paraId="3C2965AA" w14:textId="2BDC2EB9" w:rsidR="00A22138" w:rsidRDefault="00A22138">
      <w:pPr>
        <w:pStyle w:val="CommentText"/>
      </w:pPr>
      <w:r>
        <w:rPr>
          <w:rStyle w:val="CommentReference"/>
        </w:rPr>
        <w:annotationRef/>
      </w:r>
      <w:r>
        <w:t>Untrue, only when you compare them with TSVs. You need to spin this more in the direction of direct integration of PCBs and Microstructures.</w:t>
      </w:r>
    </w:p>
  </w:comment>
  <w:comment w:id="12" w:author="Christopher" w:date="2019-09-30T11:56:00Z" w:initials="C">
    <w:p w14:paraId="38F9418E" w14:textId="24FFE25C" w:rsidR="00A22138" w:rsidRDefault="00A22138">
      <w:pPr>
        <w:pStyle w:val="CommentText"/>
      </w:pPr>
      <w:r>
        <w:rPr>
          <w:rStyle w:val="CommentReference"/>
        </w:rPr>
        <w:annotationRef/>
      </w:r>
      <w:r>
        <w:t>Like this. What are the three messages you want to convey?</w:t>
      </w:r>
    </w:p>
  </w:comment>
  <w:comment w:id="13" w:author="Tanvir Ahmad" w:date="2019-09-20T00:31:00Z" w:initials="TA">
    <w:p w14:paraId="75177B96" w14:textId="157FE19A" w:rsidR="00294915" w:rsidRDefault="00294915">
      <w:pPr>
        <w:pStyle w:val="CommentText"/>
      </w:pPr>
      <w:r>
        <w:t xml:space="preserve">I am thinking what data I should put in there. I have the yield maps for the initial devices. Is it worth putting in here? </w:t>
      </w:r>
    </w:p>
  </w:comment>
  <w:comment w:id="14" w:author="Christopher" w:date="2019-09-30T12:27:00Z" w:initials="C">
    <w:p w14:paraId="32A9E65D" w14:textId="0C37C7E4" w:rsidR="00167AEA" w:rsidRDefault="00167AEA">
      <w:pPr>
        <w:pStyle w:val="CommentText"/>
      </w:pPr>
      <w:r>
        <w:rPr>
          <w:rStyle w:val="CommentReference"/>
        </w:rPr>
        <w:annotationRef/>
      </w:r>
      <w:r>
        <w:t xml:space="preserve">That is for you to decide. Everything that shows that the devices are functional. In </w:t>
      </w:r>
      <w:proofErr w:type="gramStart"/>
      <w:r>
        <w:t>general</w:t>
      </w:r>
      <w:proofErr w:type="gramEnd"/>
      <w:r>
        <w:t xml:space="preserve"> you should </w:t>
      </w:r>
    </w:p>
  </w:comment>
  <w:comment w:id="15" w:author="Tanvir Ahmad" w:date="2019-09-20T00:33:00Z" w:initials="TA">
    <w:p w14:paraId="430F1CD4" w14:textId="286A9ECC" w:rsidR="00294915" w:rsidRDefault="00294915">
      <w:pPr>
        <w:pStyle w:val="CommentText"/>
      </w:pPr>
      <w:r>
        <w:rPr>
          <w:rStyle w:val="CommentReference"/>
        </w:rPr>
        <w:annotationRef/>
      </w:r>
      <w:r>
        <w:t>Need a new test setup since the heaters are apparently very fast to record response time</w:t>
      </w:r>
    </w:p>
  </w:comment>
  <w:comment w:id="16" w:author="Christopher" w:date="2019-09-30T12:27:00Z" w:initials="C">
    <w:p w14:paraId="154BCB9B" w14:textId="085A2DBF" w:rsidR="00167AEA" w:rsidRDefault="00167AEA">
      <w:pPr>
        <w:pStyle w:val="CommentText"/>
      </w:pPr>
      <w:r>
        <w:rPr>
          <w:rStyle w:val="CommentReference"/>
        </w:rPr>
        <w:annotationRef/>
      </w:r>
      <w:r>
        <w:t>What do you need?</w:t>
      </w:r>
    </w:p>
  </w:comment>
  <w:comment w:id="18" w:author="Christopher" w:date="2019-09-30T12:31:00Z" w:initials="C">
    <w:p w14:paraId="230FCDDB" w14:textId="305919FC" w:rsidR="00167AEA" w:rsidRDefault="00167AEA">
      <w:pPr>
        <w:pStyle w:val="CommentText"/>
      </w:pPr>
      <w:r>
        <w:rPr>
          <w:rStyle w:val="CommentReference"/>
        </w:rPr>
        <w:annotationRef/>
      </w:r>
    </w:p>
  </w:comment>
  <w:comment w:id="23" w:author="Christopher" w:date="2019-09-30T12:31:00Z" w:initials="C">
    <w:p w14:paraId="4EE1384D" w14:textId="77777777" w:rsidR="00167AEA" w:rsidRDefault="00167AEA">
      <w:pPr>
        <w:pStyle w:val="CommentText"/>
      </w:pPr>
      <w:r>
        <w:rPr>
          <w:rStyle w:val="CommentReference"/>
        </w:rPr>
        <w:annotationRef/>
      </w:r>
      <w:r>
        <w:t>Figures: Think more about the caption.</w:t>
      </w:r>
    </w:p>
    <w:p w14:paraId="6546A0B3" w14:textId="2CB38E70" w:rsidR="00167AEA" w:rsidRDefault="00167AEA">
      <w:pPr>
        <w:pStyle w:val="CommentText"/>
      </w:pPr>
      <w:r>
        <w:t xml:space="preserve">Also you are missing the shadow mask evaporation </w:t>
      </w:r>
      <w:r>
        <w:t>step.</w:t>
      </w:r>
      <w:bookmarkStart w:id="24" w:name="_GoBack"/>
      <w:bookmarkEnd w:id="24"/>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F3A7417" w15:done="0"/>
  <w15:commentEx w15:paraId="3EDE1EFB" w15:done="0"/>
  <w15:commentEx w15:paraId="4A4A68FA" w15:done="0"/>
  <w15:commentEx w15:paraId="3C2965AA" w15:done="0"/>
  <w15:commentEx w15:paraId="38F9418E" w15:done="0"/>
  <w15:commentEx w15:paraId="75177B96" w15:done="0"/>
  <w15:commentEx w15:paraId="32A9E65D" w15:paraIdParent="75177B96" w15:done="0"/>
  <w15:commentEx w15:paraId="430F1CD4" w15:done="0"/>
  <w15:commentEx w15:paraId="154BCB9B" w15:paraIdParent="430F1CD4" w15:done="0"/>
  <w15:commentEx w15:paraId="230FCDDB" w15:done="0"/>
  <w15:commentEx w15:paraId="6546A0B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F3A7417" w16cid:durableId="213C6B1D"/>
  <w16cid:commentId w16cid:paraId="3EDE1EFB" w16cid:durableId="213C6BFD"/>
  <w16cid:commentId w16cid:paraId="4A4A68FA" w16cid:durableId="213C6B51"/>
  <w16cid:commentId w16cid:paraId="3C2965AA" w16cid:durableId="213C6B87"/>
  <w16cid:commentId w16cid:paraId="38F9418E" w16cid:durableId="213C6BDB"/>
  <w16cid:commentId w16cid:paraId="75177B96" w16cid:durableId="212E9C74"/>
  <w16cid:commentId w16cid:paraId="32A9E65D" w16cid:durableId="213C731F"/>
  <w16cid:commentId w16cid:paraId="430F1CD4" w16cid:durableId="212E9CED"/>
  <w16cid:commentId w16cid:paraId="154BCB9B" w16cid:durableId="213C7340"/>
  <w16cid:commentId w16cid:paraId="230FCDDB" w16cid:durableId="213C740F"/>
  <w16cid:commentId w16cid:paraId="6546A0B3" w16cid:durableId="213C741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EC0F5A"/>
    <w:multiLevelType w:val="hybridMultilevel"/>
    <w:tmpl w:val="2AEAB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4A7F59"/>
    <w:multiLevelType w:val="hybridMultilevel"/>
    <w:tmpl w:val="B26EC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ristopher">
    <w15:presenceInfo w15:providerId="None" w15:userId="Christopher"/>
  </w15:person>
  <w15:person w15:author="Tanvir Ahmad">
    <w15:presenceInfo w15:providerId="Windows Live" w15:userId="c7fd42d7a4a73d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46F"/>
    <w:rsid w:val="00145F4B"/>
    <w:rsid w:val="00167AEA"/>
    <w:rsid w:val="001C670E"/>
    <w:rsid w:val="00294915"/>
    <w:rsid w:val="00322F06"/>
    <w:rsid w:val="00386EAA"/>
    <w:rsid w:val="003D7BB2"/>
    <w:rsid w:val="004B6037"/>
    <w:rsid w:val="00555D13"/>
    <w:rsid w:val="00905171"/>
    <w:rsid w:val="00A22138"/>
    <w:rsid w:val="00A54939"/>
    <w:rsid w:val="00AD1BD1"/>
    <w:rsid w:val="00C8546F"/>
    <w:rsid w:val="00DD6F8F"/>
    <w:rsid w:val="00E86579"/>
    <w:rsid w:val="00E95D1B"/>
    <w:rsid w:val="00ED2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22A1A"/>
  <w15:chartTrackingRefBased/>
  <w15:docId w15:val="{3048B833-0105-4E65-9D1A-E516FD8E6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Textbody">
    <w:name w:val="TRANS Text body"/>
    <w:basedOn w:val="Normal"/>
    <w:rsid w:val="00C8546F"/>
    <w:pPr>
      <w:widowControl w:val="0"/>
      <w:autoSpaceDE w:val="0"/>
      <w:autoSpaceDN w:val="0"/>
      <w:adjustRightInd w:val="0"/>
      <w:spacing w:after="0" w:line="240" w:lineRule="auto"/>
      <w:ind w:firstLine="360"/>
      <w:jc w:val="both"/>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C854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546F"/>
    <w:rPr>
      <w:rFonts w:ascii="Segoe UI" w:hAnsi="Segoe UI" w:cs="Segoe UI"/>
      <w:sz w:val="18"/>
      <w:szCs w:val="18"/>
    </w:rPr>
  </w:style>
  <w:style w:type="paragraph" w:styleId="Caption">
    <w:name w:val="caption"/>
    <w:basedOn w:val="Normal"/>
    <w:next w:val="Normal"/>
    <w:uiPriority w:val="35"/>
    <w:unhideWhenUsed/>
    <w:qFormat/>
    <w:rsid w:val="003D7BB2"/>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294915"/>
    <w:rPr>
      <w:sz w:val="16"/>
      <w:szCs w:val="16"/>
    </w:rPr>
  </w:style>
  <w:style w:type="paragraph" w:styleId="CommentText">
    <w:name w:val="annotation text"/>
    <w:basedOn w:val="Normal"/>
    <w:link w:val="CommentTextChar"/>
    <w:uiPriority w:val="99"/>
    <w:unhideWhenUsed/>
    <w:rsid w:val="00294915"/>
    <w:pPr>
      <w:spacing w:line="240" w:lineRule="auto"/>
    </w:pPr>
    <w:rPr>
      <w:sz w:val="20"/>
      <w:szCs w:val="20"/>
    </w:rPr>
  </w:style>
  <w:style w:type="character" w:customStyle="1" w:styleId="CommentTextChar">
    <w:name w:val="Comment Text Char"/>
    <w:basedOn w:val="DefaultParagraphFont"/>
    <w:link w:val="CommentText"/>
    <w:uiPriority w:val="99"/>
    <w:rsid w:val="00294915"/>
    <w:rPr>
      <w:sz w:val="20"/>
      <w:szCs w:val="20"/>
    </w:rPr>
  </w:style>
  <w:style w:type="paragraph" w:styleId="CommentSubject">
    <w:name w:val="annotation subject"/>
    <w:basedOn w:val="CommentText"/>
    <w:next w:val="CommentText"/>
    <w:link w:val="CommentSubjectChar"/>
    <w:uiPriority w:val="99"/>
    <w:semiHidden/>
    <w:unhideWhenUsed/>
    <w:rsid w:val="00294915"/>
    <w:rPr>
      <w:b/>
      <w:bCs/>
    </w:rPr>
  </w:style>
  <w:style w:type="character" w:customStyle="1" w:styleId="CommentSubjectChar">
    <w:name w:val="Comment Subject Char"/>
    <w:basedOn w:val="CommentTextChar"/>
    <w:link w:val="CommentSubject"/>
    <w:uiPriority w:val="99"/>
    <w:semiHidden/>
    <w:rsid w:val="00294915"/>
    <w:rPr>
      <w:b/>
      <w:bCs/>
      <w:sz w:val="20"/>
      <w:szCs w:val="20"/>
    </w:rPr>
  </w:style>
  <w:style w:type="paragraph" w:customStyle="1" w:styleId="TRANSTITLE">
    <w:name w:val="TRANS TITLE"/>
    <w:basedOn w:val="Title"/>
    <w:rsid w:val="00A54939"/>
    <w:pPr>
      <w:widowControl w:val="0"/>
      <w:autoSpaceDE w:val="0"/>
      <w:autoSpaceDN w:val="0"/>
      <w:adjustRightInd w:val="0"/>
      <w:contextualSpacing w:val="0"/>
      <w:jc w:val="center"/>
    </w:pPr>
    <w:rPr>
      <w:rFonts w:ascii="Times New Roman" w:eastAsia="Times New Roman" w:hAnsi="Times New Roman" w:cs="Times New Roman"/>
      <w:b/>
      <w:caps/>
      <w:spacing w:val="0"/>
      <w:kern w:val="0"/>
      <w:sz w:val="24"/>
      <w:szCs w:val="20"/>
    </w:rPr>
  </w:style>
  <w:style w:type="paragraph" w:styleId="Title">
    <w:name w:val="Title"/>
    <w:basedOn w:val="Normal"/>
    <w:next w:val="Normal"/>
    <w:link w:val="TitleChar"/>
    <w:uiPriority w:val="10"/>
    <w:qFormat/>
    <w:rsid w:val="00A5493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493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55D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0.png"/><Relationship Id="rId18" Type="http://schemas.openxmlformats.org/officeDocument/2006/relationships/image" Target="media/image6.tif"/><Relationship Id="rId3" Type="http://schemas.openxmlformats.org/officeDocument/2006/relationships/settings" Target="settings.xml"/><Relationship Id="rId21" Type="http://schemas.microsoft.com/office/2011/relationships/people" Target="people.xml"/><Relationship Id="rId7" Type="http://schemas.microsoft.com/office/2016/09/relationships/commentsIds" Target="commentsIds.xml"/><Relationship Id="rId12" Type="http://schemas.openxmlformats.org/officeDocument/2006/relationships/image" Target="media/image3.png"/><Relationship Id="rId17" Type="http://schemas.openxmlformats.org/officeDocument/2006/relationships/image" Target="media/image50.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20.jpg"/><Relationship Id="rId5" Type="http://schemas.openxmlformats.org/officeDocument/2006/relationships/comments" Target="comments.xml"/><Relationship Id="rId15" Type="http://schemas.openxmlformats.org/officeDocument/2006/relationships/image" Target="media/image40.png"/><Relationship Id="rId10" Type="http://schemas.openxmlformats.org/officeDocument/2006/relationships/image" Target="media/image2.jpg"/><Relationship Id="rId19" Type="http://schemas.openxmlformats.org/officeDocument/2006/relationships/image" Target="media/image60.tif"/><Relationship Id="rId4" Type="http://schemas.openxmlformats.org/officeDocument/2006/relationships/webSettings" Target="webSettings.xml"/><Relationship Id="rId9" Type="http://schemas.openxmlformats.org/officeDocument/2006/relationships/image" Target="media/image10.png"/><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775</Words>
  <Characters>4422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Tanvir Ahmad</dc:creator>
  <cp:keywords/>
  <dc:description/>
  <cp:lastModifiedBy>Christopher</cp:lastModifiedBy>
  <cp:revision>2</cp:revision>
  <dcterms:created xsi:type="dcterms:W3CDTF">2019-09-30T18:32:00Z</dcterms:created>
  <dcterms:modified xsi:type="dcterms:W3CDTF">2019-09-30T18:32:00Z</dcterms:modified>
</cp:coreProperties>
</file>